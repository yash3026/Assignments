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BDB29" w14:textId="2D75638B" w:rsidR="001149A4" w:rsidRPr="003037AF" w:rsidRDefault="003037AF" w:rsidP="003037AF">
      <w:pPr>
        <w:jc w:val="both"/>
        <w:rPr>
          <w:sz w:val="32"/>
          <w:szCs w:val="32"/>
        </w:rPr>
      </w:pPr>
      <w:r w:rsidRPr="003037AF">
        <w:rPr>
          <w:sz w:val="32"/>
          <w:szCs w:val="32"/>
        </w:rPr>
        <w:t>1.What are the benefits of using CSS?</w:t>
      </w:r>
    </w:p>
    <w:p w14:paraId="2ED32142" w14:textId="1E8FCB76" w:rsidR="003037AF" w:rsidRDefault="003037AF" w:rsidP="003037AF">
      <w:pPr>
        <w:jc w:val="both"/>
      </w:pPr>
      <w:r w:rsidRPr="003037AF">
        <w:rPr>
          <w:b/>
          <w:bCs/>
          <w:u w:val="single"/>
        </w:rPr>
        <w:t>Ans.</w:t>
      </w:r>
      <w:r>
        <w:rPr>
          <w:b/>
          <w:bCs/>
          <w:u w:val="single"/>
        </w:rPr>
        <w:t xml:space="preserve"> </w:t>
      </w:r>
      <w:r>
        <w:t xml:space="preserve">The benefits of using CSS </w:t>
      </w:r>
      <w:proofErr w:type="gramStart"/>
      <w:r>
        <w:t>is</w:t>
      </w:r>
      <w:proofErr w:type="gramEnd"/>
      <w:r>
        <w:t xml:space="preserve"> that we can add style to a web page by dictating how it displayed on a browser and also it separate the content and style of the presentation and responsive design.</w:t>
      </w:r>
    </w:p>
    <w:p w14:paraId="5B7340E5" w14:textId="6B29A7F0" w:rsidR="003037AF" w:rsidRDefault="003037AF" w:rsidP="003037AF">
      <w:pPr>
        <w:jc w:val="both"/>
        <w:rPr>
          <w:sz w:val="32"/>
          <w:szCs w:val="32"/>
        </w:rPr>
      </w:pPr>
      <w:r>
        <w:rPr>
          <w:sz w:val="32"/>
          <w:szCs w:val="32"/>
        </w:rPr>
        <w:t>2.What are the disadvantages of CSS?</w:t>
      </w:r>
    </w:p>
    <w:p w14:paraId="3969F7DF" w14:textId="1722931A" w:rsidR="003037AF" w:rsidRDefault="003037AF" w:rsidP="003037AF">
      <w:pPr>
        <w:jc w:val="both"/>
      </w:pPr>
      <w:r w:rsidRPr="003037AF">
        <w:rPr>
          <w:b/>
          <w:bCs/>
          <w:u w:val="single"/>
        </w:rPr>
        <w:t>Ans.</w:t>
      </w:r>
      <w:r>
        <w:rPr>
          <w:b/>
          <w:bCs/>
          <w:u w:val="single"/>
        </w:rPr>
        <w:t xml:space="preserve"> </w:t>
      </w:r>
      <w:r>
        <w:t xml:space="preserve">Disadvantages of CSS are Complex Layouts and Limited Layout control, File size and Performance </w:t>
      </w:r>
      <w:r w:rsidR="00D1716E">
        <w:t>impact, Overriding</w:t>
      </w:r>
      <w:r>
        <w:t xml:space="preserve"> Styles etc.</w:t>
      </w:r>
    </w:p>
    <w:p w14:paraId="1BA34875" w14:textId="02AAB87D" w:rsidR="00072FA9" w:rsidRDefault="0040282A" w:rsidP="003037AF">
      <w:pPr>
        <w:jc w:val="both"/>
        <w:rPr>
          <w:sz w:val="32"/>
          <w:szCs w:val="32"/>
        </w:rPr>
      </w:pPr>
      <w:r>
        <w:rPr>
          <w:sz w:val="32"/>
          <w:szCs w:val="32"/>
        </w:rPr>
        <w:t>3.What is the difference between CSS2 and CSS3?</w:t>
      </w:r>
    </w:p>
    <w:p w14:paraId="2FEBDA47" w14:textId="4C026A0F" w:rsidR="006A765F" w:rsidRDefault="006A765F" w:rsidP="003037AF">
      <w:pPr>
        <w:jc w:val="both"/>
      </w:pPr>
      <w:r>
        <w:rPr>
          <w:b/>
          <w:bCs/>
          <w:u w:val="single"/>
        </w:rPr>
        <w:t>Ans.</w:t>
      </w:r>
      <w:r>
        <w:t xml:space="preserve"> CSS3 is more versatile stylesheet language </w:t>
      </w:r>
      <w:r w:rsidR="00451219">
        <w:t xml:space="preserve">than CSS2 because CSS3 offers new features that </w:t>
      </w:r>
      <w:r w:rsidR="00546394">
        <w:t>make it easier to create responsive, dynamic</w:t>
      </w:r>
      <w:r w:rsidR="00322E8B">
        <w:t xml:space="preserve"> visually appealing web pages.</w:t>
      </w:r>
      <w:r w:rsidR="00AB2423">
        <w:t xml:space="preserve"> It also includes features like </w:t>
      </w:r>
      <w:r w:rsidR="000267CA">
        <w:t>flexbox, grid, animations and transitions.</w:t>
      </w:r>
    </w:p>
    <w:p w14:paraId="6A6D6506" w14:textId="7B078C68" w:rsidR="00831FF7" w:rsidRDefault="00831FF7" w:rsidP="003037AF">
      <w:p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4.Name a few CSS </w:t>
      </w:r>
      <w:r w:rsidR="00BE0FA1">
        <w:rPr>
          <w:sz w:val="32"/>
          <w:szCs w:val="32"/>
        </w:rPr>
        <w:t>style components.</w:t>
      </w:r>
    </w:p>
    <w:p w14:paraId="4EEAE5AD" w14:textId="0F0F066E" w:rsidR="00BE0FA1" w:rsidRDefault="00BE0FA1" w:rsidP="003037AF">
      <w:pPr>
        <w:jc w:val="both"/>
      </w:pPr>
      <w:r>
        <w:rPr>
          <w:b/>
          <w:bCs/>
          <w:u w:val="single"/>
        </w:rPr>
        <w:t>Ans.</w:t>
      </w:r>
      <w:r>
        <w:t xml:space="preserve"> </w:t>
      </w:r>
      <w:r w:rsidR="00CE0395">
        <w:t xml:space="preserve">There are various </w:t>
      </w:r>
      <w:r w:rsidR="00FB670F">
        <w:t>style components of CSS.</w:t>
      </w:r>
    </w:p>
    <w:p w14:paraId="2CAF3196" w14:textId="22D62B22" w:rsidR="00FB670F" w:rsidRDefault="00FB670F" w:rsidP="00FB670F">
      <w:pPr>
        <w:pStyle w:val="ListParagraph"/>
        <w:numPr>
          <w:ilvl w:val="0"/>
          <w:numId w:val="1"/>
        </w:numPr>
        <w:jc w:val="both"/>
      </w:pPr>
      <w:r>
        <w:t>Height</w:t>
      </w:r>
    </w:p>
    <w:p w14:paraId="266AAB24" w14:textId="1FE26E09" w:rsidR="00FB670F" w:rsidRDefault="00FB670F" w:rsidP="00FB670F">
      <w:pPr>
        <w:pStyle w:val="ListParagraph"/>
        <w:numPr>
          <w:ilvl w:val="0"/>
          <w:numId w:val="1"/>
        </w:numPr>
        <w:jc w:val="both"/>
      </w:pPr>
      <w:r>
        <w:t>Width</w:t>
      </w:r>
    </w:p>
    <w:p w14:paraId="6884F870" w14:textId="543880CE" w:rsidR="00FB670F" w:rsidRDefault="00FB670F" w:rsidP="00FB670F">
      <w:pPr>
        <w:pStyle w:val="ListParagraph"/>
        <w:numPr>
          <w:ilvl w:val="0"/>
          <w:numId w:val="1"/>
        </w:numPr>
        <w:jc w:val="both"/>
      </w:pPr>
      <w:r>
        <w:t>Background-color</w:t>
      </w:r>
    </w:p>
    <w:p w14:paraId="4FF58258" w14:textId="79663685" w:rsidR="00FB670F" w:rsidRDefault="001813B3" w:rsidP="00FB670F">
      <w:pPr>
        <w:pStyle w:val="ListParagraph"/>
        <w:numPr>
          <w:ilvl w:val="0"/>
          <w:numId w:val="1"/>
        </w:numPr>
        <w:jc w:val="both"/>
      </w:pPr>
      <w:r>
        <w:t>Display</w:t>
      </w:r>
    </w:p>
    <w:p w14:paraId="3A6ED64F" w14:textId="0397775A" w:rsidR="001813B3" w:rsidRDefault="001813B3" w:rsidP="00FB670F">
      <w:pPr>
        <w:pStyle w:val="ListParagraph"/>
        <w:numPr>
          <w:ilvl w:val="0"/>
          <w:numId w:val="1"/>
        </w:numPr>
        <w:jc w:val="both"/>
      </w:pPr>
      <w:r>
        <w:t>Font-size</w:t>
      </w:r>
    </w:p>
    <w:p w14:paraId="438CD385" w14:textId="5A212852" w:rsidR="001813B3" w:rsidRDefault="00783395" w:rsidP="00FB670F">
      <w:pPr>
        <w:pStyle w:val="ListParagraph"/>
        <w:numPr>
          <w:ilvl w:val="0"/>
          <w:numId w:val="1"/>
        </w:numPr>
        <w:jc w:val="both"/>
      </w:pPr>
      <w:r>
        <w:t>Justify-content</w:t>
      </w:r>
    </w:p>
    <w:p w14:paraId="19411837" w14:textId="31780552" w:rsidR="007C0133" w:rsidRDefault="007C0133" w:rsidP="007C0133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5.</w:t>
      </w:r>
      <w:r w:rsidR="005A59A9">
        <w:rPr>
          <w:sz w:val="32"/>
          <w:szCs w:val="32"/>
        </w:rPr>
        <w:t>What do you understand by CSS opacity?</w:t>
      </w:r>
    </w:p>
    <w:p w14:paraId="5D120E66" w14:textId="232BA0F3" w:rsidR="005A59A9" w:rsidRDefault="005A59A9" w:rsidP="007C0133">
      <w:pPr>
        <w:jc w:val="both"/>
      </w:pPr>
      <w:r>
        <w:rPr>
          <w:b/>
          <w:bCs/>
          <w:u w:val="single"/>
        </w:rPr>
        <w:t>Ans.</w:t>
      </w:r>
      <w:r>
        <w:t xml:space="preserve"> </w:t>
      </w:r>
      <w:r w:rsidR="00494D8A">
        <w:t xml:space="preserve">Opacity </w:t>
      </w:r>
      <w:r w:rsidR="00067960">
        <w:t>CSS sets the opacity of an elements.</w:t>
      </w:r>
      <w:r w:rsidR="00080789">
        <w:t xml:space="preserve"> </w:t>
      </w:r>
      <w:r w:rsidR="00822FDB">
        <w:t>The opacity</w:t>
      </w:r>
      <w:r w:rsidR="00447176">
        <w:t xml:space="preserve">-level describes the transparency level </w:t>
      </w:r>
      <w:r w:rsidR="00123BEE">
        <w:t>that is 1 is not transparent at all, 0.5</w:t>
      </w:r>
      <w:r w:rsidR="006E3F8D">
        <w:t xml:space="preserve"> is 50% see through and 0 is completely transparent.</w:t>
      </w:r>
    </w:p>
    <w:p w14:paraId="3EA1B184" w14:textId="2DB109EE" w:rsidR="006A3665" w:rsidRDefault="006A3665" w:rsidP="007C0133">
      <w:pPr>
        <w:jc w:val="both"/>
        <w:rPr>
          <w:sz w:val="32"/>
          <w:szCs w:val="32"/>
        </w:rPr>
      </w:pPr>
      <w:r>
        <w:rPr>
          <w:sz w:val="32"/>
          <w:szCs w:val="32"/>
        </w:rPr>
        <w:t>6</w:t>
      </w:r>
      <w:r w:rsidR="00560037">
        <w:rPr>
          <w:sz w:val="32"/>
          <w:szCs w:val="32"/>
        </w:rPr>
        <w:t>.How can the background color of an element be changed?</w:t>
      </w:r>
    </w:p>
    <w:p w14:paraId="6C23D1BA" w14:textId="213C3E17" w:rsidR="002576E3" w:rsidRDefault="002576E3" w:rsidP="007C0133">
      <w:pPr>
        <w:jc w:val="both"/>
      </w:pPr>
      <w:r>
        <w:rPr>
          <w:b/>
          <w:bCs/>
          <w:u w:val="single"/>
        </w:rPr>
        <w:t>Ans.</w:t>
      </w:r>
      <w:r>
        <w:t xml:space="preserve"> </w:t>
      </w:r>
      <w:r w:rsidR="00061769">
        <w:t xml:space="preserve">Background-color </w:t>
      </w:r>
      <w:r w:rsidR="00CF0E5E">
        <w:t xml:space="preserve">is the property which is used to change the background color of an element </w:t>
      </w:r>
      <w:r w:rsidR="00B426C6">
        <w:t>in webpage</w:t>
      </w:r>
      <w:r w:rsidR="0014658D">
        <w:t xml:space="preserve"> and </w:t>
      </w:r>
      <w:r w:rsidR="00181D7C">
        <w:t>it</w:t>
      </w:r>
      <w:r w:rsidR="0014658D">
        <w:t xml:space="preserve"> </w:t>
      </w:r>
      <w:r w:rsidR="00181D7C">
        <w:t xml:space="preserve">is only used inside the style </w:t>
      </w:r>
      <w:r w:rsidR="00493FE9">
        <w:t>tag</w:t>
      </w:r>
      <w:r w:rsidR="00EF40A8">
        <w:t xml:space="preserve"> in HTML.</w:t>
      </w:r>
    </w:p>
    <w:p w14:paraId="5DFBE63D" w14:textId="58E79667" w:rsidR="00156423" w:rsidRDefault="00156423" w:rsidP="007C0133">
      <w:pPr>
        <w:jc w:val="both"/>
        <w:rPr>
          <w:sz w:val="32"/>
          <w:szCs w:val="32"/>
        </w:rPr>
      </w:pPr>
      <w:r>
        <w:rPr>
          <w:sz w:val="32"/>
          <w:szCs w:val="32"/>
        </w:rPr>
        <w:t>7.How can image rep</w:t>
      </w:r>
      <w:r w:rsidR="007F2CE1">
        <w:rPr>
          <w:sz w:val="32"/>
          <w:szCs w:val="32"/>
        </w:rPr>
        <w:t>etition of the backup be controlled?</w:t>
      </w:r>
    </w:p>
    <w:p w14:paraId="5BFC1BA9" w14:textId="154FD901" w:rsidR="007F2CE1" w:rsidRDefault="007F2CE1" w:rsidP="007C0133">
      <w:pPr>
        <w:jc w:val="both"/>
      </w:pPr>
      <w:r>
        <w:rPr>
          <w:b/>
          <w:bCs/>
          <w:u w:val="single"/>
        </w:rPr>
        <w:t>Ans.</w:t>
      </w:r>
      <w:r>
        <w:t xml:space="preserve"> </w:t>
      </w:r>
      <w:r w:rsidR="003C1E5E">
        <w:t xml:space="preserve">This </w:t>
      </w:r>
      <w:r w:rsidR="001F139B">
        <w:t>thing can be achieved by using the background-repeat property</w:t>
      </w:r>
      <w:r w:rsidR="00D82B7E">
        <w:t xml:space="preserve"> which helps us to control the repetition </w:t>
      </w:r>
      <w:r w:rsidR="00D04535">
        <w:t>of the image both horizontally and vertically</w:t>
      </w:r>
      <w:r w:rsidR="004F07F6">
        <w:t>.</w:t>
      </w:r>
    </w:p>
    <w:p w14:paraId="018C2365" w14:textId="46BF0629" w:rsidR="004977D2" w:rsidRDefault="004977D2" w:rsidP="007C0133">
      <w:pPr>
        <w:jc w:val="both"/>
        <w:rPr>
          <w:sz w:val="32"/>
          <w:szCs w:val="32"/>
        </w:rPr>
      </w:pPr>
      <w:r>
        <w:rPr>
          <w:sz w:val="32"/>
          <w:szCs w:val="32"/>
        </w:rPr>
        <w:t>8.What is the use of the background-position property?</w:t>
      </w:r>
    </w:p>
    <w:p w14:paraId="1235A736" w14:textId="282B5431" w:rsidR="00A96D3E" w:rsidRDefault="00A96D3E" w:rsidP="007C0133">
      <w:pPr>
        <w:jc w:val="both"/>
      </w:pPr>
      <w:r>
        <w:rPr>
          <w:b/>
          <w:bCs/>
          <w:u w:val="single"/>
        </w:rPr>
        <w:t>Ans.</w:t>
      </w:r>
      <w:r>
        <w:t xml:space="preserve"> </w:t>
      </w:r>
      <w:r w:rsidR="00AA07DF">
        <w:t xml:space="preserve">It is </w:t>
      </w:r>
      <w:r w:rsidR="001C25B0">
        <w:t xml:space="preserve">mainly </w:t>
      </w:r>
      <w:r w:rsidR="00AA07DF">
        <w:t xml:space="preserve">used to </w:t>
      </w:r>
      <w:r w:rsidR="006C6765">
        <w:t xml:space="preserve">set an image to a certain position </w:t>
      </w:r>
      <w:r w:rsidR="00CA6355">
        <w:t xml:space="preserve">from a starting position </w:t>
      </w:r>
      <w:r w:rsidR="001F54CF">
        <w:t xml:space="preserve">of </w:t>
      </w:r>
      <w:proofErr w:type="spellStart"/>
      <w:proofErr w:type="gramStart"/>
      <w:r w:rsidR="001F54CF">
        <w:t>a</w:t>
      </w:r>
      <w:proofErr w:type="spellEnd"/>
      <w:proofErr w:type="gramEnd"/>
      <w:r w:rsidR="001F54CF">
        <w:t xml:space="preserve"> image which</w:t>
      </w:r>
      <w:r w:rsidR="006C6765">
        <w:t xml:space="preserve"> is relative to the positioning </w:t>
      </w:r>
      <w:r w:rsidR="001C25B0">
        <w:t>layer.</w:t>
      </w:r>
    </w:p>
    <w:p w14:paraId="5C4DCD30" w14:textId="2E6D7929" w:rsidR="002F6F63" w:rsidRDefault="002F6F63" w:rsidP="007C0133">
      <w:pPr>
        <w:jc w:val="both"/>
        <w:rPr>
          <w:sz w:val="32"/>
          <w:szCs w:val="32"/>
        </w:rPr>
      </w:pPr>
      <w:r>
        <w:rPr>
          <w:sz w:val="32"/>
          <w:szCs w:val="32"/>
        </w:rPr>
        <w:t>9.</w:t>
      </w:r>
      <w:r w:rsidR="00C42DB5">
        <w:rPr>
          <w:sz w:val="32"/>
          <w:szCs w:val="32"/>
        </w:rPr>
        <w:t>Which property controls the image scroll in the background?</w:t>
      </w:r>
    </w:p>
    <w:p w14:paraId="2B0DA586" w14:textId="160F367E" w:rsidR="00360D4A" w:rsidRDefault="00360D4A" w:rsidP="007C0133">
      <w:pPr>
        <w:jc w:val="both"/>
        <w:rPr>
          <w:bCs/>
        </w:rPr>
      </w:pPr>
      <w:r>
        <w:rPr>
          <w:b/>
          <w:bCs/>
          <w:u w:val="single"/>
        </w:rPr>
        <w:lastRenderedPageBreak/>
        <w:t>Ans.</w:t>
      </w:r>
      <w:r>
        <w:rPr>
          <w:bCs/>
        </w:rPr>
        <w:t xml:space="preserve"> </w:t>
      </w:r>
      <w:r w:rsidR="001E7126">
        <w:rPr>
          <w:bCs/>
        </w:rPr>
        <w:t xml:space="preserve">The Background-attachment </w:t>
      </w:r>
      <w:r w:rsidR="00F04C2D">
        <w:rPr>
          <w:bCs/>
        </w:rPr>
        <w:t xml:space="preserve">property is used </w:t>
      </w:r>
      <w:r w:rsidR="00785F16">
        <w:rPr>
          <w:bCs/>
        </w:rPr>
        <w:t xml:space="preserve">to specify that image will scroll along with the rest of the </w:t>
      </w:r>
      <w:r w:rsidR="009D2A61">
        <w:rPr>
          <w:bCs/>
        </w:rPr>
        <w:t>elements on the page or the image will stay fixed to the page.</w:t>
      </w:r>
    </w:p>
    <w:p w14:paraId="1B8307C0" w14:textId="098F5D49" w:rsidR="00380C8D" w:rsidRDefault="00380C8D" w:rsidP="007C0133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10.</w:t>
      </w:r>
      <w:r w:rsidR="00E30596">
        <w:rPr>
          <w:bCs/>
          <w:sz w:val="32"/>
          <w:szCs w:val="32"/>
        </w:rPr>
        <w:t>Why should background and color be used as separate properties</w:t>
      </w:r>
      <w:r w:rsidR="000A6AAC">
        <w:rPr>
          <w:bCs/>
          <w:sz w:val="32"/>
          <w:szCs w:val="32"/>
        </w:rPr>
        <w:t>?</w:t>
      </w:r>
    </w:p>
    <w:p w14:paraId="300C31A1" w14:textId="54C46E40" w:rsidR="000A6AAC" w:rsidRDefault="000A6AAC" w:rsidP="007C0133">
      <w:pPr>
        <w:jc w:val="both"/>
        <w:rPr>
          <w:bCs/>
        </w:rPr>
      </w:pPr>
      <w:r>
        <w:rPr>
          <w:b/>
          <w:u w:val="single"/>
        </w:rPr>
        <w:t>Ans.</w:t>
      </w:r>
      <w:r>
        <w:rPr>
          <w:bCs/>
        </w:rPr>
        <w:t xml:space="preserve"> </w:t>
      </w:r>
      <w:r w:rsidR="00AC6357">
        <w:rPr>
          <w:bCs/>
        </w:rPr>
        <w:t xml:space="preserve">By using </w:t>
      </w:r>
      <w:r w:rsidR="00A6581A">
        <w:rPr>
          <w:bCs/>
        </w:rPr>
        <w:t>separate</w:t>
      </w:r>
      <w:r w:rsidR="00A37AE7">
        <w:rPr>
          <w:bCs/>
        </w:rPr>
        <w:t xml:space="preserve"> properties </w:t>
      </w:r>
      <w:r w:rsidR="008845A7">
        <w:rPr>
          <w:bCs/>
        </w:rPr>
        <w:t xml:space="preserve">we can get greater flexibility and specificity </w:t>
      </w:r>
      <w:r w:rsidR="00D62325">
        <w:rPr>
          <w:bCs/>
        </w:rPr>
        <w:t>when styling elements</w:t>
      </w:r>
      <w:r w:rsidR="00D42C31">
        <w:rPr>
          <w:bCs/>
        </w:rPr>
        <w:t xml:space="preserve"> and can easily target and modify the background and text color independently.</w:t>
      </w:r>
    </w:p>
    <w:p w14:paraId="47D63955" w14:textId="1C0FC31F" w:rsidR="006F7CA7" w:rsidRDefault="006F7CA7" w:rsidP="007C0133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11.</w:t>
      </w:r>
      <w:r w:rsidR="00573F8F">
        <w:rPr>
          <w:bCs/>
          <w:sz w:val="32"/>
          <w:szCs w:val="32"/>
        </w:rPr>
        <w:t>How to center block elements using CSS1?</w:t>
      </w:r>
    </w:p>
    <w:p w14:paraId="2BFFB5C8" w14:textId="6B912AEE" w:rsidR="00573F8F" w:rsidRDefault="00573F8F" w:rsidP="007C0133">
      <w:pPr>
        <w:jc w:val="both"/>
        <w:rPr>
          <w:bCs/>
        </w:rPr>
      </w:pPr>
      <w:r>
        <w:rPr>
          <w:b/>
          <w:u w:val="single"/>
        </w:rPr>
        <w:t>Ans.</w:t>
      </w:r>
      <w:r>
        <w:rPr>
          <w:bCs/>
        </w:rPr>
        <w:t xml:space="preserve"> </w:t>
      </w:r>
      <w:r w:rsidR="009A4C8F">
        <w:rPr>
          <w:bCs/>
        </w:rPr>
        <w:t>There are 2 types</w:t>
      </w:r>
      <w:r w:rsidR="00B43D3A">
        <w:rPr>
          <w:bCs/>
        </w:rPr>
        <w:t xml:space="preserve"> of ways to center block elements.</w:t>
      </w:r>
    </w:p>
    <w:p w14:paraId="2A79999D" w14:textId="4EA9EBE8" w:rsidR="00B43D3A" w:rsidRDefault="00B43D3A" w:rsidP="00B43D3A">
      <w:pPr>
        <w:pStyle w:val="ListParagraph"/>
        <w:jc w:val="both"/>
        <w:rPr>
          <w:bCs/>
        </w:rPr>
      </w:pPr>
      <w:r>
        <w:rPr>
          <w:bCs/>
        </w:rPr>
        <w:t>1.By set</w:t>
      </w:r>
      <w:r w:rsidR="006C2A18">
        <w:rPr>
          <w:bCs/>
        </w:rPr>
        <w:t xml:space="preserve">ting the margin-left and margin-right to auto and width to some </w:t>
      </w:r>
      <w:r w:rsidR="009B0BC1">
        <w:rPr>
          <w:bCs/>
        </w:rPr>
        <w:t>value.</w:t>
      </w:r>
    </w:p>
    <w:p w14:paraId="18A61555" w14:textId="69C9A4C8" w:rsidR="009B0BC1" w:rsidRDefault="009B0BC1" w:rsidP="00B43D3A">
      <w:pPr>
        <w:pStyle w:val="ListParagraph"/>
        <w:jc w:val="both"/>
        <w:rPr>
          <w:bCs/>
        </w:rPr>
      </w:pPr>
      <w:r>
        <w:rPr>
          <w:bCs/>
        </w:rPr>
        <w:t>2.By using the align-items</w:t>
      </w:r>
      <w:r w:rsidR="005914A8">
        <w:rPr>
          <w:bCs/>
        </w:rPr>
        <w:t xml:space="preserve"> and justify-content</w:t>
      </w:r>
      <w:r w:rsidR="00A21321">
        <w:rPr>
          <w:bCs/>
        </w:rPr>
        <w:t xml:space="preserve"> properties.</w:t>
      </w:r>
    </w:p>
    <w:p w14:paraId="5816BE68" w14:textId="0B7FFB52" w:rsidR="00B54BFA" w:rsidRDefault="00B54BFA" w:rsidP="00B54BFA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12.How to maintain </w:t>
      </w:r>
      <w:r w:rsidR="00841630">
        <w:rPr>
          <w:bCs/>
          <w:sz w:val="32"/>
          <w:szCs w:val="32"/>
        </w:rPr>
        <w:t>the CSS specifications?</w:t>
      </w:r>
    </w:p>
    <w:p w14:paraId="72CBAFA1" w14:textId="340DD310" w:rsidR="00841630" w:rsidRDefault="00841630" w:rsidP="00B54BFA">
      <w:pPr>
        <w:jc w:val="both"/>
        <w:rPr>
          <w:bCs/>
        </w:rPr>
      </w:pPr>
      <w:r>
        <w:rPr>
          <w:b/>
          <w:u w:val="single"/>
        </w:rPr>
        <w:t>Ans.</w:t>
      </w:r>
      <w:r>
        <w:rPr>
          <w:bCs/>
        </w:rPr>
        <w:t xml:space="preserve"> </w:t>
      </w:r>
      <w:r w:rsidR="002028A0">
        <w:rPr>
          <w:bCs/>
        </w:rPr>
        <w:t>World Wide Web Consortium</w:t>
      </w:r>
      <w:r w:rsidR="003E0580">
        <w:rPr>
          <w:bCs/>
        </w:rPr>
        <w:t xml:space="preserve"> can</w:t>
      </w:r>
      <w:r w:rsidR="002028A0">
        <w:rPr>
          <w:bCs/>
        </w:rPr>
        <w:t xml:space="preserve"> maintai</w:t>
      </w:r>
      <w:r w:rsidR="003E0580">
        <w:rPr>
          <w:bCs/>
        </w:rPr>
        <w:t>n</w:t>
      </w:r>
      <w:r w:rsidR="002028A0">
        <w:rPr>
          <w:bCs/>
        </w:rPr>
        <w:t xml:space="preserve"> the </w:t>
      </w:r>
      <w:r w:rsidR="003E0580">
        <w:rPr>
          <w:bCs/>
        </w:rPr>
        <w:t>CSS specifications.</w:t>
      </w:r>
    </w:p>
    <w:p w14:paraId="32A2F23D" w14:textId="214C198D" w:rsidR="003E0580" w:rsidRDefault="003E0580" w:rsidP="00B54BFA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13.</w:t>
      </w:r>
      <w:r w:rsidR="00EB5FD9">
        <w:rPr>
          <w:bCs/>
          <w:sz w:val="32"/>
          <w:szCs w:val="32"/>
        </w:rPr>
        <w:t>What are the ways to integrate CSS as a web page?</w:t>
      </w:r>
    </w:p>
    <w:p w14:paraId="68CF20D0" w14:textId="22C176FD" w:rsidR="00C47852" w:rsidRDefault="00EB5FD9" w:rsidP="00B54BFA">
      <w:pPr>
        <w:jc w:val="both"/>
        <w:rPr>
          <w:bCs/>
        </w:rPr>
      </w:pPr>
      <w:r>
        <w:rPr>
          <w:b/>
          <w:u w:val="single"/>
        </w:rPr>
        <w:t xml:space="preserve">Ans. </w:t>
      </w:r>
      <w:r w:rsidR="005C54F7">
        <w:rPr>
          <w:bCs/>
        </w:rPr>
        <w:t xml:space="preserve">There are 3 ways to integrate </w:t>
      </w:r>
      <w:r w:rsidR="00C47852">
        <w:rPr>
          <w:bCs/>
        </w:rPr>
        <w:t>CSS.</w:t>
      </w:r>
    </w:p>
    <w:p w14:paraId="2D2B78F3" w14:textId="00D0CC80" w:rsidR="00C47852" w:rsidRDefault="00C47852" w:rsidP="00C47852">
      <w:pPr>
        <w:pStyle w:val="ListParagraph"/>
        <w:jc w:val="both"/>
        <w:rPr>
          <w:bCs/>
        </w:rPr>
      </w:pPr>
      <w:r>
        <w:rPr>
          <w:bCs/>
        </w:rPr>
        <w:t>1.Internal CSS</w:t>
      </w:r>
    </w:p>
    <w:p w14:paraId="2F23B838" w14:textId="265C7162" w:rsidR="00C47852" w:rsidRDefault="00C47852" w:rsidP="00C47852">
      <w:pPr>
        <w:pStyle w:val="ListParagraph"/>
        <w:jc w:val="both"/>
        <w:rPr>
          <w:bCs/>
        </w:rPr>
      </w:pPr>
      <w:r>
        <w:rPr>
          <w:bCs/>
        </w:rPr>
        <w:lastRenderedPageBreak/>
        <w:t>2.External CSS</w:t>
      </w:r>
    </w:p>
    <w:p w14:paraId="37763EB9" w14:textId="37EB9813" w:rsidR="00C47852" w:rsidRDefault="00C47852" w:rsidP="00C47852">
      <w:pPr>
        <w:pStyle w:val="ListParagraph"/>
        <w:jc w:val="both"/>
        <w:rPr>
          <w:bCs/>
        </w:rPr>
      </w:pPr>
      <w:r>
        <w:rPr>
          <w:bCs/>
        </w:rPr>
        <w:t>3.Inline CSS</w:t>
      </w:r>
    </w:p>
    <w:p w14:paraId="6D5A8D06" w14:textId="57D8321E" w:rsidR="001048E0" w:rsidRDefault="001048E0" w:rsidP="00C245AE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14.What is embedded </w:t>
      </w:r>
      <w:r w:rsidR="00B95FD2">
        <w:rPr>
          <w:bCs/>
          <w:sz w:val="32"/>
          <w:szCs w:val="32"/>
        </w:rPr>
        <w:t>style sheet?</w:t>
      </w:r>
    </w:p>
    <w:p w14:paraId="67F2D589" w14:textId="05D2510D" w:rsidR="00B95FD2" w:rsidRDefault="00B95FD2" w:rsidP="00C245AE">
      <w:pPr>
        <w:jc w:val="both"/>
        <w:rPr>
          <w:bCs/>
        </w:rPr>
      </w:pPr>
      <w:r>
        <w:rPr>
          <w:b/>
          <w:u w:val="single"/>
        </w:rPr>
        <w:t>Ans.</w:t>
      </w:r>
      <w:r>
        <w:rPr>
          <w:bCs/>
        </w:rPr>
        <w:t xml:space="preserve"> An embe</w:t>
      </w:r>
      <w:r w:rsidR="00D02F8F">
        <w:rPr>
          <w:bCs/>
        </w:rPr>
        <w:t xml:space="preserve">dded style sheet is declared within the </w:t>
      </w:r>
      <w:r w:rsidR="002602D2">
        <w:rPr>
          <w:bCs/>
        </w:rPr>
        <w:t>head tag elements of an XHTML document.</w:t>
      </w:r>
    </w:p>
    <w:p w14:paraId="6289423E" w14:textId="6EA44EB9" w:rsidR="002602D2" w:rsidRDefault="007C5517" w:rsidP="00C245AE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15.</w:t>
      </w:r>
      <w:r w:rsidR="00DC77D8">
        <w:rPr>
          <w:bCs/>
          <w:sz w:val="32"/>
          <w:szCs w:val="32"/>
        </w:rPr>
        <w:t xml:space="preserve">What are the </w:t>
      </w:r>
      <w:r w:rsidR="00D136C5">
        <w:rPr>
          <w:bCs/>
          <w:sz w:val="32"/>
          <w:szCs w:val="32"/>
        </w:rPr>
        <w:t>external style sheet?</w:t>
      </w:r>
    </w:p>
    <w:p w14:paraId="621A8AB8" w14:textId="16D17722" w:rsidR="00D136C5" w:rsidRDefault="00D136C5" w:rsidP="00C245AE">
      <w:pPr>
        <w:jc w:val="both"/>
        <w:rPr>
          <w:bCs/>
        </w:rPr>
      </w:pPr>
      <w:r>
        <w:rPr>
          <w:b/>
          <w:u w:val="single"/>
        </w:rPr>
        <w:t>Ans.</w:t>
      </w:r>
      <w:r>
        <w:rPr>
          <w:bCs/>
        </w:rPr>
        <w:t xml:space="preserve"> </w:t>
      </w:r>
      <w:r w:rsidR="00560244">
        <w:rPr>
          <w:bCs/>
        </w:rPr>
        <w:t xml:space="preserve">External style sheet </w:t>
      </w:r>
      <w:r w:rsidR="0088018D">
        <w:rPr>
          <w:bCs/>
        </w:rPr>
        <w:t xml:space="preserve">is separate CSS file which can be accessed </w:t>
      </w:r>
      <w:r w:rsidR="00EA31CE">
        <w:rPr>
          <w:bCs/>
        </w:rPr>
        <w:t xml:space="preserve">by creating </w:t>
      </w:r>
      <w:r w:rsidR="000C3FE1">
        <w:rPr>
          <w:bCs/>
        </w:rPr>
        <w:t>a link within the head section.</w:t>
      </w:r>
    </w:p>
    <w:p w14:paraId="6E4D36B8" w14:textId="0F63FF56" w:rsidR="000C3FE1" w:rsidRDefault="000C3FE1" w:rsidP="00C245AE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16.What are advantage and disadvantage of using external style sheet?</w:t>
      </w:r>
    </w:p>
    <w:p w14:paraId="46A10226" w14:textId="77777777" w:rsidR="00977F16" w:rsidRDefault="000C3FE1" w:rsidP="004B4ECE">
      <w:pPr>
        <w:jc w:val="both"/>
        <w:rPr>
          <w:bCs/>
        </w:rPr>
      </w:pPr>
      <w:r>
        <w:rPr>
          <w:b/>
          <w:u w:val="single"/>
        </w:rPr>
        <w:t>Ans.</w:t>
      </w:r>
      <w:r>
        <w:rPr>
          <w:bCs/>
        </w:rPr>
        <w:t xml:space="preserve"> </w:t>
      </w:r>
      <w:r w:rsidR="00910F09">
        <w:rPr>
          <w:bCs/>
        </w:rPr>
        <w:t>Advantages</w:t>
      </w:r>
      <w:r w:rsidR="00212CBE">
        <w:rPr>
          <w:bCs/>
        </w:rPr>
        <w:t xml:space="preserve"> of using external style sheet are as follow:</w:t>
      </w:r>
    </w:p>
    <w:p w14:paraId="4D03E620" w14:textId="0C702DFD" w:rsidR="00757AD6" w:rsidRDefault="00757AD6" w:rsidP="00977F16">
      <w:pPr>
        <w:pStyle w:val="ListParagraph"/>
        <w:numPr>
          <w:ilvl w:val="0"/>
          <w:numId w:val="5"/>
        </w:numPr>
        <w:jc w:val="both"/>
        <w:rPr>
          <w:bCs/>
        </w:rPr>
      </w:pPr>
      <w:proofErr w:type="spellStart"/>
      <w:r w:rsidRPr="00977F16">
        <w:rPr>
          <w:bCs/>
        </w:rPr>
        <w:t>Seperation</w:t>
      </w:r>
      <w:proofErr w:type="spellEnd"/>
      <w:r w:rsidRPr="00977F16">
        <w:rPr>
          <w:bCs/>
        </w:rPr>
        <w:t xml:space="preserve"> of content and style.</w:t>
      </w:r>
    </w:p>
    <w:p w14:paraId="587DA993" w14:textId="42F98D64" w:rsidR="00977F16" w:rsidRDefault="00977F16" w:rsidP="00977F16">
      <w:pPr>
        <w:pStyle w:val="ListParagraph"/>
        <w:numPr>
          <w:ilvl w:val="0"/>
          <w:numId w:val="5"/>
        </w:numPr>
        <w:jc w:val="both"/>
        <w:rPr>
          <w:bCs/>
        </w:rPr>
      </w:pPr>
      <w:r>
        <w:rPr>
          <w:bCs/>
        </w:rPr>
        <w:t>Responsive Design.</w:t>
      </w:r>
    </w:p>
    <w:p w14:paraId="1E49FBC9" w14:textId="58D81B2A" w:rsidR="00977F16" w:rsidRDefault="00977F16" w:rsidP="00977F16">
      <w:pPr>
        <w:pStyle w:val="ListParagraph"/>
        <w:numPr>
          <w:ilvl w:val="0"/>
          <w:numId w:val="5"/>
        </w:numPr>
        <w:jc w:val="both"/>
        <w:rPr>
          <w:bCs/>
        </w:rPr>
      </w:pPr>
      <w:r>
        <w:rPr>
          <w:bCs/>
        </w:rPr>
        <w:t>Accessibility</w:t>
      </w:r>
      <w:r w:rsidR="001559CA">
        <w:rPr>
          <w:bCs/>
        </w:rPr>
        <w:t>.</w:t>
      </w:r>
    </w:p>
    <w:p w14:paraId="3E2471F7" w14:textId="6DB3175E" w:rsidR="001559CA" w:rsidRDefault="001559CA" w:rsidP="00977F16">
      <w:pPr>
        <w:pStyle w:val="ListParagraph"/>
        <w:numPr>
          <w:ilvl w:val="0"/>
          <w:numId w:val="5"/>
        </w:numPr>
        <w:jc w:val="both"/>
        <w:rPr>
          <w:bCs/>
        </w:rPr>
      </w:pPr>
      <w:r>
        <w:rPr>
          <w:bCs/>
        </w:rPr>
        <w:t>Global styling.</w:t>
      </w:r>
    </w:p>
    <w:p w14:paraId="7A158F4D" w14:textId="0968EC9B" w:rsidR="001559CA" w:rsidRDefault="001559CA" w:rsidP="00D75F0B">
      <w:pPr>
        <w:pStyle w:val="ListParagraph"/>
        <w:numPr>
          <w:ilvl w:val="0"/>
          <w:numId w:val="5"/>
        </w:numPr>
        <w:jc w:val="both"/>
        <w:rPr>
          <w:bCs/>
        </w:rPr>
      </w:pPr>
      <w:r w:rsidRPr="00D75F0B">
        <w:rPr>
          <w:bCs/>
        </w:rPr>
        <w:t>Animations and Effects.</w:t>
      </w:r>
      <w:r w:rsidR="00D75F0B" w:rsidRPr="00D75F0B">
        <w:rPr>
          <w:bCs/>
        </w:rPr>
        <w:t xml:space="preserve"> </w:t>
      </w:r>
    </w:p>
    <w:p w14:paraId="3452328C" w14:textId="5D94D8E1" w:rsidR="001406EA" w:rsidRDefault="001406EA" w:rsidP="001406EA">
      <w:pPr>
        <w:jc w:val="both"/>
        <w:rPr>
          <w:bCs/>
        </w:rPr>
      </w:pPr>
      <w:r>
        <w:rPr>
          <w:bCs/>
        </w:rPr>
        <w:t>Disadvantages of using external style sheet</w:t>
      </w:r>
      <w:ins w:id="0" w:author="Microsoft Word" w:date="2024-01-13T15:44:00Z">
        <w:r w:rsidR="00DB190B">
          <w:rPr>
            <w:bCs/>
          </w:rPr>
          <w:t xml:space="preserve"> are as follow</w:t>
        </w:r>
      </w:ins>
    </w:p>
    <w:p w14:paraId="6B8AE7DA" w14:textId="1B1FB817" w:rsidR="00DB190B" w:rsidRDefault="00DB190B" w:rsidP="00DB190B">
      <w:pPr>
        <w:pStyle w:val="ListParagraph"/>
        <w:numPr>
          <w:ilvl w:val="0"/>
          <w:numId w:val="6"/>
        </w:numPr>
        <w:jc w:val="both"/>
        <w:rPr>
          <w:bCs/>
        </w:rPr>
      </w:pPr>
      <w:r>
        <w:rPr>
          <w:bCs/>
        </w:rPr>
        <w:t>Lack of Security.</w:t>
      </w:r>
    </w:p>
    <w:p w14:paraId="583898A8" w14:textId="1E3A48AC" w:rsidR="00DB190B" w:rsidRDefault="00DB190B" w:rsidP="00DB190B">
      <w:pPr>
        <w:pStyle w:val="ListParagraph"/>
        <w:numPr>
          <w:ilvl w:val="0"/>
          <w:numId w:val="6"/>
        </w:numPr>
        <w:jc w:val="both"/>
        <w:rPr>
          <w:bCs/>
        </w:rPr>
      </w:pPr>
      <w:r>
        <w:rPr>
          <w:bCs/>
        </w:rPr>
        <w:t>Limited Layout Control.</w:t>
      </w:r>
    </w:p>
    <w:p w14:paraId="04A6E11D" w14:textId="40F0CFBA" w:rsidR="00442D17" w:rsidRDefault="00442D17" w:rsidP="00DB190B">
      <w:pPr>
        <w:pStyle w:val="ListParagraph"/>
        <w:numPr>
          <w:ilvl w:val="0"/>
          <w:numId w:val="6"/>
        </w:numPr>
        <w:jc w:val="both"/>
        <w:rPr>
          <w:bCs/>
        </w:rPr>
      </w:pPr>
      <w:r>
        <w:rPr>
          <w:bCs/>
        </w:rPr>
        <w:lastRenderedPageBreak/>
        <w:t>Performance Impact.</w:t>
      </w:r>
    </w:p>
    <w:p w14:paraId="3CC1A415" w14:textId="439E8F4D" w:rsidR="00442D17" w:rsidRDefault="00442D17" w:rsidP="00DB190B">
      <w:pPr>
        <w:pStyle w:val="ListParagraph"/>
        <w:numPr>
          <w:ilvl w:val="0"/>
          <w:numId w:val="6"/>
        </w:numPr>
        <w:jc w:val="both"/>
        <w:rPr>
          <w:bCs/>
        </w:rPr>
      </w:pPr>
      <w:r>
        <w:rPr>
          <w:bCs/>
        </w:rPr>
        <w:t>Over</w:t>
      </w:r>
      <w:r w:rsidR="00EA30D5">
        <w:rPr>
          <w:bCs/>
        </w:rPr>
        <w:t>riding Styles.</w:t>
      </w:r>
    </w:p>
    <w:p w14:paraId="69E7F9F0" w14:textId="31B5A8C6" w:rsidR="00EA30D5" w:rsidRDefault="00EA30D5" w:rsidP="00DB190B">
      <w:pPr>
        <w:pStyle w:val="ListParagraph"/>
        <w:numPr>
          <w:ilvl w:val="0"/>
          <w:numId w:val="6"/>
        </w:numPr>
        <w:jc w:val="both"/>
        <w:rPr>
          <w:bCs/>
        </w:rPr>
      </w:pPr>
      <w:r>
        <w:rPr>
          <w:bCs/>
        </w:rPr>
        <w:t>Maintenance Challenges.</w:t>
      </w:r>
    </w:p>
    <w:p w14:paraId="41CDA0BC" w14:textId="2CE733FA" w:rsidR="00EA30D5" w:rsidRDefault="00EA30D5" w:rsidP="00EA30D5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17.</w:t>
      </w:r>
      <w:r w:rsidR="00E34BA8">
        <w:rPr>
          <w:bCs/>
          <w:sz w:val="32"/>
          <w:szCs w:val="32"/>
        </w:rPr>
        <w:t>What is meaning of CSS selector?</w:t>
      </w:r>
    </w:p>
    <w:p w14:paraId="70DD7E32" w14:textId="71C1CD89" w:rsidR="00E34BA8" w:rsidRDefault="00E34BA8" w:rsidP="00EA30D5">
      <w:pPr>
        <w:jc w:val="both"/>
        <w:rPr>
          <w:bCs/>
        </w:rPr>
      </w:pPr>
      <w:r>
        <w:rPr>
          <w:b/>
          <w:u w:val="single"/>
        </w:rPr>
        <w:t>Ans.</w:t>
      </w:r>
      <w:r>
        <w:rPr>
          <w:bCs/>
        </w:rPr>
        <w:t xml:space="preserve"> </w:t>
      </w:r>
      <w:r w:rsidR="00C6117D">
        <w:rPr>
          <w:bCs/>
        </w:rPr>
        <w:t>A CSS selector is a code that specifies which elements on a webpage should be styled and how they should be styled.</w:t>
      </w:r>
    </w:p>
    <w:p w14:paraId="4B9FF358" w14:textId="25DDF42D" w:rsidR="00581310" w:rsidRDefault="00581310" w:rsidP="00EA30D5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18.What are the media types allowed by CSS?</w:t>
      </w:r>
    </w:p>
    <w:p w14:paraId="7B6A8ECA" w14:textId="0F39F8CD" w:rsidR="00581310" w:rsidRDefault="00581310" w:rsidP="00EA30D5">
      <w:pPr>
        <w:jc w:val="both"/>
        <w:rPr>
          <w:bCs/>
        </w:rPr>
      </w:pPr>
      <w:r>
        <w:rPr>
          <w:b/>
          <w:u w:val="single"/>
        </w:rPr>
        <w:t>Ans.</w:t>
      </w:r>
      <w:r>
        <w:rPr>
          <w:bCs/>
        </w:rPr>
        <w:t xml:space="preserve"> </w:t>
      </w:r>
      <w:r w:rsidR="00A936E2">
        <w:rPr>
          <w:bCs/>
        </w:rPr>
        <w:t>CSS allows media types such as “all</w:t>
      </w:r>
      <w:r w:rsidR="00E72BBC">
        <w:rPr>
          <w:bCs/>
        </w:rPr>
        <w:t>, screen, print, speech, and handheld” to targeted for styling.</w:t>
      </w:r>
    </w:p>
    <w:p w14:paraId="727E19C5" w14:textId="3A388C4D" w:rsidR="00C8569B" w:rsidRDefault="00C8569B" w:rsidP="00EA30D5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19.What is the </w:t>
      </w:r>
      <w:r w:rsidR="00CE3BF8">
        <w:rPr>
          <w:bCs/>
          <w:sz w:val="32"/>
          <w:szCs w:val="32"/>
        </w:rPr>
        <w:t>r</w:t>
      </w:r>
      <w:r>
        <w:rPr>
          <w:bCs/>
          <w:sz w:val="32"/>
          <w:szCs w:val="32"/>
        </w:rPr>
        <w:t>ule set?</w:t>
      </w:r>
    </w:p>
    <w:p w14:paraId="2F8C0B27" w14:textId="240C846C" w:rsidR="00C8569B" w:rsidRDefault="00C8569B" w:rsidP="00EA30D5">
      <w:pPr>
        <w:jc w:val="both"/>
        <w:rPr>
          <w:bCs/>
        </w:rPr>
      </w:pPr>
      <w:r>
        <w:rPr>
          <w:b/>
          <w:u w:val="single"/>
        </w:rPr>
        <w:t>Ans.</w:t>
      </w:r>
      <w:r>
        <w:rPr>
          <w:bCs/>
        </w:rPr>
        <w:t xml:space="preserve"> </w:t>
      </w:r>
      <w:r w:rsidR="00F26AFE">
        <w:rPr>
          <w:bCs/>
        </w:rPr>
        <w:t xml:space="preserve">A rule set in CSS is a collection </w:t>
      </w:r>
      <w:ins w:id="1" w:author="Microsoft Word" w:date="2024-01-13T15:52:00Z">
        <w:r w:rsidR="00542F09">
          <w:rPr>
            <w:bCs/>
          </w:rPr>
          <w:t xml:space="preserve">of CSS declarations that define the style and appearance of HTML elements. It consists of a selector and a declaration </w:t>
        </w:r>
        <w:r w:rsidR="00B029A8">
          <w:rPr>
            <w:bCs/>
          </w:rPr>
          <w:t>block.</w:t>
        </w:r>
      </w:ins>
    </w:p>
    <w:p w14:paraId="19713E8C" w14:textId="162D68E5" w:rsidR="00134F39" w:rsidRDefault="00134F39" w:rsidP="00EA30D5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20.Create image gallery using display grid with responsive</w:t>
      </w:r>
      <w:r w:rsidR="000B003B">
        <w:rPr>
          <w:bCs/>
          <w:sz w:val="32"/>
          <w:szCs w:val="32"/>
        </w:rPr>
        <w:t>.</w:t>
      </w:r>
    </w:p>
    <w:p w14:paraId="7DDF4AB4" w14:textId="3C0D5470" w:rsidR="000B003B" w:rsidRDefault="006E1F76" w:rsidP="00EA30D5">
      <w:pPr>
        <w:jc w:val="both"/>
        <w:rPr>
          <w:bCs/>
          <w:sz w:val="32"/>
          <w:szCs w:val="32"/>
        </w:rPr>
      </w:pPr>
      <w:r w:rsidRPr="006E1F76">
        <w:rPr>
          <w:bCs/>
          <w:noProof/>
          <w:sz w:val="32"/>
          <w:szCs w:val="32"/>
        </w:rPr>
        <w:lastRenderedPageBreak/>
        <w:drawing>
          <wp:inline distT="0" distB="0" distL="0" distR="0" wp14:anchorId="666D2F24" wp14:editId="0A87FB0B">
            <wp:extent cx="6261315" cy="2479675"/>
            <wp:effectExtent l="0" t="0" r="6350" b="0"/>
            <wp:docPr id="165314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481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3107" cy="2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37E4" w14:textId="262F4C1C" w:rsidR="00675873" w:rsidRDefault="006C3DB7" w:rsidP="00EA30D5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21.Create below</w:t>
      </w:r>
      <w:r w:rsidR="001F3673">
        <w:rPr>
          <w:bCs/>
          <w:sz w:val="32"/>
          <w:szCs w:val="32"/>
        </w:rPr>
        <w:t xml:space="preserve"> example with the help of clip path.</w:t>
      </w:r>
      <w:r w:rsidR="00083875" w:rsidRPr="00083875">
        <w:rPr>
          <w:bCs/>
          <w:sz w:val="32"/>
          <w:szCs w:val="32"/>
        </w:rPr>
        <w:drawing>
          <wp:inline distT="0" distB="0" distL="0" distR="0" wp14:anchorId="370D6D2C" wp14:editId="4710E390">
            <wp:extent cx="5943600" cy="2869565"/>
            <wp:effectExtent l="0" t="0" r="0" b="6985"/>
            <wp:docPr id="37992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298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8E8" w:rsidRPr="00CC58E8">
        <w:rPr>
          <w:noProof/>
        </w:rPr>
        <w:t xml:space="preserve"> </w:t>
      </w:r>
      <w:r w:rsidR="00CC58E8" w:rsidRPr="00CC58E8">
        <w:rPr>
          <w:bCs/>
          <w:sz w:val="32"/>
          <w:szCs w:val="32"/>
        </w:rPr>
        <w:drawing>
          <wp:inline distT="0" distB="0" distL="0" distR="0" wp14:anchorId="1E48B768" wp14:editId="70EB1AA4">
            <wp:extent cx="5943600" cy="737235"/>
            <wp:effectExtent l="0" t="0" r="0" b="5715"/>
            <wp:docPr id="202333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34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04D4" w14:textId="27111F11" w:rsidR="00336D31" w:rsidRDefault="00336D31" w:rsidP="00EA30D5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lastRenderedPageBreak/>
        <w:t>22.Multiple Backgrounds one</w:t>
      </w:r>
      <w:r w:rsidR="00FE76D3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 xml:space="preserve">side </w:t>
      </w:r>
      <w:proofErr w:type="spellStart"/>
      <w:r w:rsidR="00FE76D3">
        <w:rPr>
          <w:bCs/>
          <w:sz w:val="32"/>
          <w:szCs w:val="32"/>
        </w:rPr>
        <w:t>bg</w:t>
      </w:r>
      <w:proofErr w:type="spellEnd"/>
      <w:r w:rsidR="00FE76D3">
        <w:rPr>
          <w:bCs/>
          <w:sz w:val="32"/>
          <w:szCs w:val="32"/>
        </w:rPr>
        <w:t>-color other side contain image as bg.</w:t>
      </w:r>
    </w:p>
    <w:p w14:paraId="001C44AE" w14:textId="18066B26" w:rsidR="007B3860" w:rsidRDefault="007B3860" w:rsidP="00EA30D5">
      <w:pPr>
        <w:jc w:val="both"/>
        <w:rPr>
          <w:bCs/>
          <w:sz w:val="32"/>
          <w:szCs w:val="32"/>
        </w:rPr>
      </w:pPr>
      <w:r w:rsidRPr="007B3860">
        <w:rPr>
          <w:bCs/>
          <w:sz w:val="32"/>
          <w:szCs w:val="32"/>
        </w:rPr>
        <w:drawing>
          <wp:inline distT="0" distB="0" distL="0" distR="0" wp14:anchorId="4949627A" wp14:editId="4BD10F2F">
            <wp:extent cx="5943600" cy="2820035"/>
            <wp:effectExtent l="0" t="0" r="0" b="0"/>
            <wp:docPr id="88095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539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CCF7" w14:textId="77777777" w:rsidR="00FE76D3" w:rsidRDefault="00FE76D3" w:rsidP="00EA30D5">
      <w:pPr>
        <w:jc w:val="both"/>
        <w:rPr>
          <w:bCs/>
          <w:sz w:val="32"/>
          <w:szCs w:val="32"/>
        </w:rPr>
      </w:pPr>
    </w:p>
    <w:p w14:paraId="54433D1A" w14:textId="77777777" w:rsidR="00913071" w:rsidRDefault="007D383E" w:rsidP="00EA30D5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23.Create below example </w:t>
      </w:r>
      <w:r w:rsidR="007D620B">
        <w:rPr>
          <w:bCs/>
          <w:sz w:val="32"/>
          <w:szCs w:val="32"/>
        </w:rPr>
        <w:t>using CSS waves generator.</w:t>
      </w:r>
    </w:p>
    <w:p w14:paraId="565CAF49" w14:textId="6C5491C6" w:rsidR="007D383E" w:rsidRDefault="00913071" w:rsidP="00EA30D5">
      <w:pPr>
        <w:jc w:val="both"/>
        <w:rPr>
          <w:bCs/>
          <w:sz w:val="32"/>
          <w:szCs w:val="32"/>
        </w:rPr>
      </w:pPr>
      <w:r w:rsidRPr="00913071">
        <w:rPr>
          <w:bCs/>
          <w:sz w:val="32"/>
          <w:szCs w:val="32"/>
        </w:rPr>
        <w:lastRenderedPageBreak/>
        <w:drawing>
          <wp:inline distT="0" distB="0" distL="0" distR="0" wp14:anchorId="036943A2" wp14:editId="43270E4C">
            <wp:extent cx="5943600" cy="2804795"/>
            <wp:effectExtent l="0" t="0" r="0" b="0"/>
            <wp:docPr id="126261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184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20B">
        <w:rPr>
          <w:bCs/>
          <w:sz w:val="32"/>
          <w:szCs w:val="32"/>
        </w:rPr>
        <w:br/>
      </w:r>
    </w:p>
    <w:p w14:paraId="48D81C63" w14:textId="54478240" w:rsidR="001F3673" w:rsidRDefault="001D6CAD" w:rsidP="00EA30D5">
      <w:pPr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2</w:t>
      </w:r>
      <w:r w:rsidR="007D383E">
        <w:rPr>
          <w:bCs/>
          <w:sz w:val="32"/>
          <w:szCs w:val="32"/>
        </w:rPr>
        <w:t>4</w:t>
      </w:r>
      <w:r>
        <w:rPr>
          <w:bCs/>
          <w:sz w:val="32"/>
          <w:szCs w:val="32"/>
        </w:rPr>
        <w:t>.</w:t>
      </w:r>
      <w:r w:rsidR="00B668E6">
        <w:rPr>
          <w:bCs/>
          <w:sz w:val="32"/>
          <w:szCs w:val="32"/>
        </w:rPr>
        <w:t>Create Layouts.</w:t>
      </w:r>
    </w:p>
    <w:p w14:paraId="75D99770" w14:textId="068418E9" w:rsidR="00B668E6" w:rsidRDefault="00B668E6" w:rsidP="00EA30D5">
      <w:pPr>
        <w:jc w:val="both"/>
        <w:rPr>
          <w:bCs/>
          <w:sz w:val="32"/>
          <w:szCs w:val="32"/>
        </w:rPr>
      </w:pPr>
      <w:r w:rsidRPr="00B668E6">
        <w:rPr>
          <w:bCs/>
          <w:noProof/>
          <w:sz w:val="32"/>
          <w:szCs w:val="32"/>
        </w:rPr>
        <w:drawing>
          <wp:inline distT="0" distB="0" distL="0" distR="0" wp14:anchorId="14BC4530" wp14:editId="361EF59D">
            <wp:extent cx="5943600" cy="2602865"/>
            <wp:effectExtent l="0" t="0" r="0" b="6985"/>
            <wp:docPr id="123945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568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9F3" w14:textId="5A174F34" w:rsidR="00E84072" w:rsidRDefault="00A820A0" w:rsidP="00EA30D5">
      <w:pPr>
        <w:jc w:val="both"/>
        <w:rPr>
          <w:bCs/>
          <w:sz w:val="32"/>
          <w:szCs w:val="32"/>
        </w:rPr>
      </w:pPr>
      <w:r w:rsidRPr="00F43974">
        <w:rPr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17F1D9E" wp14:editId="7DB56CEA">
                <wp:simplePos x="0" y="0"/>
                <wp:positionH relativeFrom="column">
                  <wp:posOffset>4339439</wp:posOffset>
                </wp:positionH>
                <wp:positionV relativeFrom="paragraph">
                  <wp:posOffset>297578</wp:posOffset>
                </wp:positionV>
                <wp:extent cx="767080" cy="356235"/>
                <wp:effectExtent l="0" t="0" r="13970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08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6A48C" w14:textId="330C5C1C" w:rsidR="00F43974" w:rsidRPr="00F43974" w:rsidRDefault="00F4397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43974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Desktop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7F1D9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41.7pt;margin-top:23.45pt;width:60.4pt;height:28.0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">
                <v:textbox>
                  <w:txbxContent>
                    <w:p w14:paraId="76F6A48C" w14:textId="330C5C1C" w:rsidR="00F43974" w:rsidRPr="00F43974" w:rsidRDefault="00F43974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43974">
                        <w:rPr>
                          <w:b/>
                          <w:bCs/>
                          <w:sz w:val="24"/>
                          <w:szCs w:val="24"/>
                        </w:rPr>
                        <w:t>Desktop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3860">
        <w:rPr>
          <w:bCs/>
          <w:sz w:val="32"/>
          <w:szCs w:val="32"/>
        </w:rPr>
        <w:t>2</w:t>
      </w:r>
      <w:r w:rsidR="007D620B">
        <w:rPr>
          <w:bCs/>
          <w:sz w:val="32"/>
          <w:szCs w:val="32"/>
        </w:rPr>
        <w:t>5</w:t>
      </w:r>
      <w:r w:rsidR="007B3860">
        <w:rPr>
          <w:bCs/>
          <w:sz w:val="32"/>
          <w:szCs w:val="32"/>
        </w:rPr>
        <w:t>.</w:t>
      </w:r>
      <w:r w:rsidR="00E84072">
        <w:rPr>
          <w:bCs/>
          <w:sz w:val="32"/>
          <w:szCs w:val="32"/>
        </w:rPr>
        <w:t>Create below example responsive media query.</w:t>
      </w:r>
      <w:r w:rsidRPr="00F43974">
        <w:rPr>
          <w:bCs/>
          <w:sz w:val="32"/>
          <w:szCs w:val="32"/>
        </w:rPr>
        <w:lastRenderedPageBreak/>
        <w:drawing>
          <wp:inline distT="0" distB="0" distL="0" distR="0" wp14:anchorId="6A743FF3" wp14:editId="7FA52888">
            <wp:extent cx="4084320" cy="6351334"/>
            <wp:effectExtent l="0" t="0" r="0" b="0"/>
            <wp:docPr id="92976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694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7123" cy="63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997">
        <w:rPr>
          <w:b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FEDCEAD" wp14:editId="02CDF02A">
                <wp:simplePos x="0" y="0"/>
                <wp:positionH relativeFrom="column">
                  <wp:posOffset>3532258</wp:posOffset>
                </wp:positionH>
                <wp:positionV relativeFrom="paragraph">
                  <wp:posOffset>215</wp:posOffset>
                </wp:positionV>
                <wp:extent cx="666115" cy="348615"/>
                <wp:effectExtent l="0" t="0" r="19685" b="13335"/>
                <wp:wrapSquare wrapText="bothSides"/>
                <wp:docPr id="467668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" cy="34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308DD" w14:textId="1041C79E" w:rsidR="00021997" w:rsidRPr="00A820A0" w:rsidRDefault="00021997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A820A0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Mobile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DCEAD" id="_x0000_s1027" type="#_x0000_t202" style="position:absolute;left:0;text-align:left;margin-left:278.15pt;margin-top:0;width:52.45pt;height:27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">
                <v:textbox>
                  <w:txbxContent>
                    <w:p w14:paraId="690308DD" w14:textId="1041C79E" w:rsidR="00021997" w:rsidRPr="00A820A0" w:rsidRDefault="00021997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A820A0">
                        <w:rPr>
                          <w:b/>
                          <w:bCs/>
                          <w:sz w:val="24"/>
                          <w:szCs w:val="24"/>
                        </w:rPr>
                        <w:t>Mobile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21997">
        <w:rPr>
          <w:bCs/>
          <w:sz w:val="32"/>
          <w:szCs w:val="32"/>
        </w:rPr>
        <w:drawing>
          <wp:inline distT="0" distB="0" distL="0" distR="0" wp14:anchorId="2D7C2DA9" wp14:editId="5584BE73">
            <wp:extent cx="3406435" cy="4092295"/>
            <wp:effectExtent l="0" t="0" r="3810" b="3810"/>
            <wp:docPr id="30657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729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7D32" w14:textId="673DD446" w:rsidR="00F43974" w:rsidRPr="00134F39" w:rsidRDefault="00F43974" w:rsidP="00EA30D5">
      <w:pPr>
        <w:jc w:val="both"/>
        <w:rPr>
          <w:bCs/>
          <w:sz w:val="32"/>
          <w:szCs w:val="32"/>
        </w:rPr>
      </w:pPr>
    </w:p>
    <w:p w14:paraId="1F467AF2" w14:textId="77777777" w:rsidR="007227B3" w:rsidRPr="007227B3" w:rsidRDefault="007227B3" w:rsidP="00EA30D5">
      <w:pPr>
        <w:jc w:val="both"/>
        <w:rPr>
          <w:bCs/>
          <w:sz w:val="32"/>
          <w:szCs w:val="32"/>
        </w:rPr>
      </w:pPr>
    </w:p>
    <w:p w14:paraId="1BEAC02C" w14:textId="6928B792" w:rsidR="00757AD6" w:rsidRPr="000C3FE1" w:rsidRDefault="00757AD6" w:rsidP="00C245AE">
      <w:pPr>
        <w:jc w:val="both"/>
        <w:rPr>
          <w:bCs/>
        </w:rPr>
      </w:pPr>
    </w:p>
    <w:sectPr w:rsidR="00757AD6" w:rsidRPr="000C3F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8BF823" w14:textId="77777777" w:rsidR="004F5E56" w:rsidRDefault="004F5E56" w:rsidP="00F43974">
      <w:pPr>
        <w:spacing w:after="0" w:line="240" w:lineRule="auto"/>
      </w:pPr>
      <w:r>
        <w:separator/>
      </w:r>
    </w:p>
  </w:endnote>
  <w:endnote w:type="continuationSeparator" w:id="0">
    <w:p w14:paraId="4317C238" w14:textId="77777777" w:rsidR="004F5E56" w:rsidRDefault="004F5E56" w:rsidP="00F439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FD12B" w14:textId="77777777" w:rsidR="004F5E56" w:rsidRDefault="004F5E56" w:rsidP="00F43974">
      <w:pPr>
        <w:spacing w:after="0" w:line="240" w:lineRule="auto"/>
      </w:pPr>
      <w:r>
        <w:separator/>
      </w:r>
    </w:p>
  </w:footnote>
  <w:footnote w:type="continuationSeparator" w:id="0">
    <w:p w14:paraId="2B9A771E" w14:textId="77777777" w:rsidR="004F5E56" w:rsidRDefault="004F5E56" w:rsidP="00F439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44CDA"/>
    <w:multiLevelType w:val="hybridMultilevel"/>
    <w:tmpl w:val="15D00A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6D0733"/>
    <w:multiLevelType w:val="hybridMultilevel"/>
    <w:tmpl w:val="D61EE7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1D195D"/>
    <w:multiLevelType w:val="hybridMultilevel"/>
    <w:tmpl w:val="DB1095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5664C1"/>
    <w:multiLevelType w:val="hybridMultilevel"/>
    <w:tmpl w:val="E6EEF3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9A73AC"/>
    <w:multiLevelType w:val="hybridMultilevel"/>
    <w:tmpl w:val="4DBEC5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D25E95"/>
    <w:multiLevelType w:val="hybridMultilevel"/>
    <w:tmpl w:val="B8063C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1719414">
    <w:abstractNumId w:val="3"/>
  </w:num>
  <w:num w:numId="2" w16cid:durableId="132911587">
    <w:abstractNumId w:val="5"/>
  </w:num>
  <w:num w:numId="3" w16cid:durableId="2014530507">
    <w:abstractNumId w:val="2"/>
  </w:num>
  <w:num w:numId="4" w16cid:durableId="639454633">
    <w:abstractNumId w:val="0"/>
  </w:num>
  <w:num w:numId="5" w16cid:durableId="47923046">
    <w:abstractNumId w:val="4"/>
  </w:num>
  <w:num w:numId="6" w16cid:durableId="4564134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7AF"/>
    <w:rsid w:val="00021997"/>
    <w:rsid w:val="000267CA"/>
    <w:rsid w:val="00061769"/>
    <w:rsid w:val="00067960"/>
    <w:rsid w:val="00072FA9"/>
    <w:rsid w:val="00080789"/>
    <w:rsid w:val="00083875"/>
    <w:rsid w:val="000A6AAC"/>
    <w:rsid w:val="000B003B"/>
    <w:rsid w:val="000C3FE1"/>
    <w:rsid w:val="001042BD"/>
    <w:rsid w:val="001048E0"/>
    <w:rsid w:val="001149A4"/>
    <w:rsid w:val="00123BEE"/>
    <w:rsid w:val="00134F39"/>
    <w:rsid w:val="001406EA"/>
    <w:rsid w:val="0014658D"/>
    <w:rsid w:val="00153AC3"/>
    <w:rsid w:val="001559CA"/>
    <w:rsid w:val="00156423"/>
    <w:rsid w:val="001813B3"/>
    <w:rsid w:val="00181D7C"/>
    <w:rsid w:val="001A0E57"/>
    <w:rsid w:val="001C25B0"/>
    <w:rsid w:val="001D6CAD"/>
    <w:rsid w:val="001E2F45"/>
    <w:rsid w:val="001E7126"/>
    <w:rsid w:val="001F1334"/>
    <w:rsid w:val="001F139B"/>
    <w:rsid w:val="001F3673"/>
    <w:rsid w:val="001F54CF"/>
    <w:rsid w:val="002028A0"/>
    <w:rsid w:val="00212CBE"/>
    <w:rsid w:val="002576E3"/>
    <w:rsid w:val="002602D2"/>
    <w:rsid w:val="002F6F63"/>
    <w:rsid w:val="003037AF"/>
    <w:rsid w:val="00322E8B"/>
    <w:rsid w:val="00336D31"/>
    <w:rsid w:val="00360D4A"/>
    <w:rsid w:val="00380C8D"/>
    <w:rsid w:val="003C1E5E"/>
    <w:rsid w:val="003E0580"/>
    <w:rsid w:val="0040282A"/>
    <w:rsid w:val="00442D17"/>
    <w:rsid w:val="00447176"/>
    <w:rsid w:val="00451219"/>
    <w:rsid w:val="00493FE9"/>
    <w:rsid w:val="00494D8A"/>
    <w:rsid w:val="004977D2"/>
    <w:rsid w:val="004B4ECE"/>
    <w:rsid w:val="004F07F6"/>
    <w:rsid w:val="004F5E56"/>
    <w:rsid w:val="00542F09"/>
    <w:rsid w:val="00546394"/>
    <w:rsid w:val="00560037"/>
    <w:rsid w:val="00560244"/>
    <w:rsid w:val="00573F8F"/>
    <w:rsid w:val="00581310"/>
    <w:rsid w:val="005914A8"/>
    <w:rsid w:val="005A59A9"/>
    <w:rsid w:val="005C5130"/>
    <w:rsid w:val="005C54F7"/>
    <w:rsid w:val="00675873"/>
    <w:rsid w:val="00682694"/>
    <w:rsid w:val="006A3665"/>
    <w:rsid w:val="006A765F"/>
    <w:rsid w:val="006C2A18"/>
    <w:rsid w:val="006C3DB7"/>
    <w:rsid w:val="006C6765"/>
    <w:rsid w:val="006E1F76"/>
    <w:rsid w:val="006E3F8D"/>
    <w:rsid w:val="006F7CA7"/>
    <w:rsid w:val="007227B3"/>
    <w:rsid w:val="00746E9F"/>
    <w:rsid w:val="00757AD6"/>
    <w:rsid w:val="00783395"/>
    <w:rsid w:val="00785F16"/>
    <w:rsid w:val="007B3860"/>
    <w:rsid w:val="007C0133"/>
    <w:rsid w:val="007C5517"/>
    <w:rsid w:val="007D383E"/>
    <w:rsid w:val="007D620B"/>
    <w:rsid w:val="007F2CE1"/>
    <w:rsid w:val="00822FDB"/>
    <w:rsid w:val="00831FF7"/>
    <w:rsid w:val="00841630"/>
    <w:rsid w:val="0088018D"/>
    <w:rsid w:val="008845A7"/>
    <w:rsid w:val="00910F09"/>
    <w:rsid w:val="00913071"/>
    <w:rsid w:val="00977F16"/>
    <w:rsid w:val="009A4C8F"/>
    <w:rsid w:val="009B0BC1"/>
    <w:rsid w:val="009B5183"/>
    <w:rsid w:val="009D2A61"/>
    <w:rsid w:val="009D5290"/>
    <w:rsid w:val="00A21321"/>
    <w:rsid w:val="00A3262D"/>
    <w:rsid w:val="00A37AE7"/>
    <w:rsid w:val="00A6581A"/>
    <w:rsid w:val="00A820A0"/>
    <w:rsid w:val="00A936E2"/>
    <w:rsid w:val="00A96D3E"/>
    <w:rsid w:val="00AA07DF"/>
    <w:rsid w:val="00AB2423"/>
    <w:rsid w:val="00AC6357"/>
    <w:rsid w:val="00B029A8"/>
    <w:rsid w:val="00B426C6"/>
    <w:rsid w:val="00B43D3A"/>
    <w:rsid w:val="00B54BFA"/>
    <w:rsid w:val="00B668E6"/>
    <w:rsid w:val="00B95FD2"/>
    <w:rsid w:val="00BE0FA1"/>
    <w:rsid w:val="00C05486"/>
    <w:rsid w:val="00C245AE"/>
    <w:rsid w:val="00C42DB5"/>
    <w:rsid w:val="00C47852"/>
    <w:rsid w:val="00C6117D"/>
    <w:rsid w:val="00C8569B"/>
    <w:rsid w:val="00CA6355"/>
    <w:rsid w:val="00CC58E8"/>
    <w:rsid w:val="00CE0395"/>
    <w:rsid w:val="00CE3BF8"/>
    <w:rsid w:val="00CF0E5E"/>
    <w:rsid w:val="00D02F8F"/>
    <w:rsid w:val="00D04535"/>
    <w:rsid w:val="00D136C5"/>
    <w:rsid w:val="00D1395F"/>
    <w:rsid w:val="00D1716E"/>
    <w:rsid w:val="00D42C31"/>
    <w:rsid w:val="00D62325"/>
    <w:rsid w:val="00D75F0B"/>
    <w:rsid w:val="00D82B7E"/>
    <w:rsid w:val="00DB190B"/>
    <w:rsid w:val="00DB5580"/>
    <w:rsid w:val="00DC77D8"/>
    <w:rsid w:val="00E30596"/>
    <w:rsid w:val="00E34BA8"/>
    <w:rsid w:val="00E72BBC"/>
    <w:rsid w:val="00E84072"/>
    <w:rsid w:val="00EA30D5"/>
    <w:rsid w:val="00EA31CE"/>
    <w:rsid w:val="00EB5FD9"/>
    <w:rsid w:val="00EF40A8"/>
    <w:rsid w:val="00F04C2D"/>
    <w:rsid w:val="00F26AFE"/>
    <w:rsid w:val="00F43974"/>
    <w:rsid w:val="00FB670F"/>
    <w:rsid w:val="00FE7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A5955"/>
  <w15:chartTrackingRefBased/>
  <w15:docId w15:val="{62809AD0-51B0-41A3-88DE-9F659B1EB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670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3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974"/>
  </w:style>
  <w:style w:type="paragraph" w:styleId="Footer">
    <w:name w:val="footer"/>
    <w:basedOn w:val="Normal"/>
    <w:link w:val="FooterChar"/>
    <w:uiPriority w:val="99"/>
    <w:unhideWhenUsed/>
    <w:rsid w:val="00F439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9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46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11</Pages>
  <Words>622</Words>
  <Characters>3550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Patel</dc:creator>
  <cp:keywords/>
  <dc:description/>
  <cp:lastModifiedBy>Yash Patel</cp:lastModifiedBy>
  <cp:revision>148</cp:revision>
  <dcterms:created xsi:type="dcterms:W3CDTF">2024-01-04T05:57:00Z</dcterms:created>
  <dcterms:modified xsi:type="dcterms:W3CDTF">2024-02-08T10:53:00Z</dcterms:modified>
</cp:coreProperties>
</file>